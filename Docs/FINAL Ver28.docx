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67057E" w14:textId="7F0EC0B4" w:rsidR="00495093" w:rsidRPr="00E00C4C" w:rsidRDefault="00495093" w:rsidP="00495093">
      <w:pPr>
        <w:pStyle w:val="a7"/>
        <w:rPr>
          <w:rFonts w:ascii="Times New Roman" w:eastAsia="宋体" w:hAnsi="Times New Roman"/>
        </w:rPr>
      </w:pPr>
      <w:r w:rsidRPr="00E00C4C">
        <w:rPr>
          <w:rFonts w:ascii="Times New Roman" w:eastAsia="宋体" w:hAnsi="Times New Roman" w:hint="eastAsia"/>
        </w:rPr>
        <w:t>演讲稿</w:t>
      </w:r>
    </w:p>
    <w:p w14:paraId="7403A642" w14:textId="2C800D79" w:rsidR="00495093" w:rsidRPr="00E00C4C" w:rsidRDefault="00495093" w:rsidP="00495093">
      <w:pPr>
        <w:jc w:val="center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/>
          <w:b/>
          <w:bCs/>
        </w:rPr>
        <w:t>Scripts for presentation</w:t>
      </w:r>
    </w:p>
    <w:p w14:paraId="4791B5C5" w14:textId="316F334F" w:rsidR="00495093" w:rsidRPr="00E00C4C" w:rsidRDefault="00495093" w:rsidP="00495093">
      <w:pPr>
        <w:jc w:val="right"/>
        <w:rPr>
          <w:rFonts w:ascii="Times New Roman" w:hAnsi="Times New Roman" w:cs="Times New Roman"/>
          <w:b/>
          <w:bCs/>
        </w:rPr>
      </w:pPr>
      <w:r w:rsidRPr="00E00C4C">
        <w:rPr>
          <w:rFonts w:ascii="Times New Roman" w:hAnsi="Times New Roman" w:cs="Times New Roman" w:hint="eastAsia"/>
          <w:b/>
          <w:bCs/>
        </w:rPr>
        <w:t>——</w:t>
      </w:r>
      <w:r w:rsidRPr="00E00C4C">
        <w:rPr>
          <w:rFonts w:ascii="Times New Roman" w:hAnsi="Times New Roman" w:cs="Times New Roman"/>
          <w:b/>
          <w:bCs/>
        </w:rPr>
        <w:t xml:space="preserve"> </w:t>
      </w:r>
      <w:r w:rsidRPr="00E00C4C">
        <w:rPr>
          <w:rFonts w:ascii="Times New Roman" w:hAnsi="Times New Roman" w:cs="Times New Roman" w:hint="eastAsia"/>
          <w:b/>
          <w:bCs/>
        </w:rPr>
        <w:t>s</w:t>
      </w:r>
      <w:r w:rsidRPr="00E00C4C">
        <w:rPr>
          <w:rFonts w:ascii="Times New Roman" w:hAnsi="Times New Roman" w:cs="Times New Roman"/>
          <w:b/>
          <w:bCs/>
        </w:rPr>
        <w:t>tOOrz</w:t>
      </w:r>
    </w:p>
    <w:p w14:paraId="27EF1C16" w14:textId="2E4424DB" w:rsidR="00495093" w:rsidRDefault="00495093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0746AD45" w14:textId="0D0A8544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(P1)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0FABF880" w14:textId="66DFC195" w:rsidR="00963B78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We are Team #22768821 from Shanghai Experimental School, and today we </w:t>
      </w:r>
      <w:r w:rsidR="004B43D1">
        <w:rPr>
          <w:rFonts w:ascii="Times New Roman" w:eastAsia="宋体" w:hAnsi="Times New Roman" w:cs="Times New Roman"/>
          <w:sz w:val="24"/>
          <w:szCs w:val="24"/>
        </w:rPr>
        <w:t>will</w:t>
      </w:r>
      <w:r>
        <w:rPr>
          <w:rFonts w:ascii="Times New Roman" w:eastAsia="宋体" w:hAnsi="Times New Roman" w:cs="Times New Roman"/>
          <w:sz w:val="24"/>
          <w:szCs w:val="24"/>
        </w:rPr>
        <w:t xml:space="preserve"> introduce The Optimal Boarding &amp; Disembarking Method.</w:t>
      </w:r>
    </w:p>
    <w:p w14:paraId="5439086B" w14:textId="77777777" w:rsidR="00963B78" w:rsidRPr="00F0117F" w:rsidRDefault="00963B78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E4083F5" w14:textId="53B4892E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7F8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 w:hint="eastAsia"/>
          <w:sz w:val="24"/>
          <w:szCs w:val="24"/>
          <w:highlight w:val="magenta"/>
        </w:rPr>
        <w:t>Eason</w:t>
      </w:r>
    </w:p>
    <w:p w14:paraId="3866E281" w14:textId="7A89BD1A" w:rsidR="006E2A34" w:rsidRPr="00F0117F" w:rsidRDefault="006E2A34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This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the structure for our presentation.</w:t>
      </w:r>
    </w:p>
    <w:p w14:paraId="7DF86AA4" w14:textId="2878E72F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4149C280" w14:textId="366074CA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(P3)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A4948DA" w14:textId="46044AC0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To begin with, we’ll look at the structure of our model,</w:t>
      </w:r>
    </w:p>
    <w:p w14:paraId="2DA2832C" w14:textId="77777777" w:rsidR="00963B78" w:rsidRDefault="00963B78">
      <w:pPr>
        <w:rPr>
          <w:rFonts w:ascii="Times New Roman" w:eastAsia="宋体" w:hAnsi="Times New Roman" w:cs="Times New Roman"/>
          <w:sz w:val="24"/>
          <w:szCs w:val="24"/>
        </w:rPr>
      </w:pPr>
    </w:p>
    <w:p w14:paraId="6C641445" w14:textId="7042DE0D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(P4)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04CFC7F3" w14:textId="145C1EBC" w:rsidR="00046ACB" w:rsidRDefault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Time and efficiency play a vital role in air transportation. Therefore, it's necessary to build a model 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that provide</w:t>
      </w:r>
      <w:r w:rsidR="00DF7C48" w:rsidRPr="00F0117F">
        <w:rPr>
          <w:rFonts w:ascii="Times New Roman" w:eastAsia="宋体" w:hAnsi="Times New Roman" w:cs="Times New Roman"/>
          <w:sz w:val="24"/>
          <w:szCs w:val="24"/>
        </w:rPr>
        <w:t xml:space="preserve">s the best strategy for different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types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392B44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and on various occasions.</w:t>
      </w:r>
    </w:p>
    <w:p w14:paraId="3C3DFE2A" w14:textId="314C5931" w:rsidR="00723413" w:rsidRDefault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59066EA9" w14:textId="1B5CC483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What’s new </w:t>
      </w:r>
      <w:r w:rsidR="004B43D1">
        <w:rPr>
          <w:rFonts w:ascii="Times New Roman" w:eastAsia="宋体" w:hAnsi="Times New Roman" w:cs="Times New Roman"/>
          <w:sz w:val="24"/>
          <w:szCs w:val="24"/>
        </w:rPr>
        <w:t>about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our model is that we include mostly theoretical mathematical analyses. They can justify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 xml:space="preserve">our model's notions, concepts,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and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results and</w:t>
      </w:r>
      <w:r w:rsidRPr="00723413">
        <w:rPr>
          <w:rFonts w:ascii="Times New Roman" w:eastAsia="宋体" w:hAnsi="Times New Roman" w:cs="Times New Roman"/>
          <w:sz w:val="24"/>
          <w:szCs w:val="24"/>
        </w:rPr>
        <w:t xml:space="preserve"> simplify the calculation.</w:t>
      </w:r>
    </w:p>
    <w:p w14:paraId="09BEBA3C" w14:textId="77777777" w:rsidR="00723413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</w:p>
    <w:p w14:paraId="00CB8305" w14:textId="1A6E04E6" w:rsidR="00723413" w:rsidRPr="00F0117F" w:rsidRDefault="00723413" w:rsidP="00723413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model can be divided into three parts: Math Model, Optimisation in a mathematical account and Program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ming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3022B72" w14:textId="60F15B5B" w:rsidR="00977D3C" w:rsidRDefault="00977D3C">
      <w:pPr>
        <w:rPr>
          <w:rFonts w:ascii="Times New Roman" w:eastAsia="宋体" w:hAnsi="Times New Roman" w:cs="Times New Roman"/>
          <w:sz w:val="24"/>
          <w:szCs w:val="24"/>
        </w:rPr>
      </w:pPr>
    </w:p>
    <w:p w14:paraId="264A89E0" w14:textId="504D9EFE" w:rsidR="00723413" w:rsidRPr="00F0117F" w:rsidRDefault="0072341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58897006" w14:textId="74FB4422" w:rsidR="002D0835" w:rsidRPr="00F0117F" w:rsidRDefault="00A17F52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This flowchart demonstrates the process of boarding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he main factor that causes the queue is passengers’ stowing </w:t>
      </w:r>
      <w:r w:rsidR="006A00E5" w:rsidRPr="00F0117F">
        <w:rPr>
          <w:rFonts w:ascii="Times New Roman" w:eastAsia="宋体" w:hAnsi="Times New Roman" w:cs="Times New Roman"/>
          <w:sz w:val="24"/>
          <w:szCs w:val="24"/>
        </w:rPr>
        <w:t>their</w:t>
      </w:r>
      <w:r w:rsidR="00B44A46" w:rsidRPr="00F0117F">
        <w:rPr>
          <w:rFonts w:ascii="Times New Roman" w:eastAsia="宋体" w:hAnsi="Times New Roman" w:cs="Times New Roman"/>
          <w:sz w:val="24"/>
          <w:szCs w:val="24"/>
        </w:rPr>
        <w:t xml:space="preserve"> luggage.</w:t>
      </w:r>
    </w:p>
    <w:p w14:paraId="0EE89386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B704078" w14:textId="1CA9447D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C3406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7C6340B4" w14:textId="36033ED8" w:rsidR="00845606" w:rsidRPr="00F0117F" w:rsidRDefault="00A17F52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Assumptions should make our model discrete but also plausible. 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This is the main reason for making most of the seemingly impulsive hypothesis afterwards.</w:t>
      </w:r>
    </w:p>
    <w:p w14:paraId="46D86A84" w14:textId="777B3339" w:rsidR="00E85E30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24B707A" w14:textId="4D4658F9" w:rsidR="00845606" w:rsidRPr="00F0117F" w:rsidRDefault="00E85E30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assume that</w:t>
      </w:r>
      <w:r w:rsidR="00C8489B" w:rsidRPr="00F0117F">
        <w:rPr>
          <w:rFonts w:ascii="Times New Roman" w:eastAsia="宋体" w:hAnsi="Times New Roman" w:cs="Times New Roman"/>
          <w:sz w:val="24"/>
          <w:szCs w:val="24"/>
        </w:rPr>
        <w:t xml:space="preserve"> t</w:t>
      </w:r>
      <w:r w:rsidR="00845606" w:rsidRPr="00F0117F">
        <w:rPr>
          <w:rFonts w:ascii="Times New Roman" w:eastAsia="宋体" w:hAnsi="Times New Roman" w:cs="Times New Roman"/>
          <w:sz w:val="24"/>
          <w:szCs w:val="24"/>
        </w:rPr>
        <w:t>he time wasted while passengers try to stuff extra luggage into their seats is qualitatively equivalent to that spent while stowing extra luggage.</w:t>
      </w:r>
    </w:p>
    <w:p w14:paraId="7DEA5CC1" w14:textId="7777777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7326BCBA" w14:textId="5ECA317C" w:rsidR="00845606" w:rsidRPr="00F0117F" w:rsidRDefault="00D71934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Additionally, we </w:t>
      </w:r>
      <w:r w:rsidR="004B43D1">
        <w:rPr>
          <w:rFonts w:ascii="Times New Roman" w:eastAsia="宋体" w:hAnsi="Times New Roman" w:cs="Times New Roman"/>
          <w:sz w:val="24"/>
          <w:szCs w:val="24"/>
        </w:rPr>
        <w:t>hypothesise</w:t>
      </w:r>
      <w:r w:rsidR="009C117E" w:rsidRPr="00F0117F">
        <w:rPr>
          <w:rFonts w:ascii="Times New Roman" w:eastAsia="宋体" w:hAnsi="Times New Roman" w:cs="Times New Roman"/>
          <w:sz w:val="24"/>
          <w:szCs w:val="24"/>
        </w:rPr>
        <w:t xml:space="preserve"> that passengers always walk at the maximum possible speed</w:t>
      </w:r>
      <w:r w:rsidR="00795EDA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2D24ABA" w14:textId="77777777" w:rsidR="002D0835" w:rsidRPr="00F0117F" w:rsidRDefault="002D0835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1B7A4C42" w14:textId="489BBF89" w:rsidR="00902026" w:rsidRPr="00F0117F" w:rsidRDefault="007456C4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W</w:t>
      </w:r>
      <w:r>
        <w:rPr>
          <w:rFonts w:ascii="Times New Roman" w:eastAsia="宋体" w:hAnsi="Times New Roman" w:cs="Times New Roman" w:hint="eastAsia"/>
          <w:sz w:val="24"/>
          <w:szCs w:val="24"/>
        </w:rPr>
        <w:t>e</w:t>
      </w:r>
      <w:r>
        <w:rPr>
          <w:rFonts w:ascii="Times New Roman" w:eastAsia="宋体" w:hAnsi="Times New Roman" w:cs="Times New Roman"/>
          <w:sz w:val="24"/>
          <w:szCs w:val="24"/>
        </w:rPr>
        <w:t xml:space="preserve"> assume</w:t>
      </w:r>
      <w:r w:rsidR="002C7462" w:rsidRPr="00F0117F">
        <w:rPr>
          <w:rFonts w:ascii="Times New Roman" w:eastAsia="宋体" w:hAnsi="Times New Roman" w:cs="Times New Roman"/>
          <w:sz w:val="24"/>
          <w:szCs w:val="24"/>
        </w:rPr>
        <w:t xml:space="preserve"> that the velocity in a particular cell remains constant. </w:t>
      </w:r>
      <w:r>
        <w:rPr>
          <w:rFonts w:ascii="Times New Roman" w:eastAsia="宋体" w:hAnsi="Times New Roman" w:cs="Times New Roman"/>
          <w:sz w:val="24"/>
          <w:szCs w:val="24"/>
        </w:rPr>
        <w:t xml:space="preserve">This is because it can simplify </w:t>
      </w:r>
      <w:r w:rsidR="004B43D1">
        <w:rPr>
          <w:rFonts w:ascii="Times New Roman" w:eastAsia="宋体" w:hAnsi="Times New Roman" w:cs="Times New Roman"/>
          <w:sz w:val="24"/>
          <w:szCs w:val="24"/>
        </w:rPr>
        <w:t>calculations</w:t>
      </w:r>
      <w:r>
        <w:rPr>
          <w:rFonts w:ascii="Times New Roman" w:eastAsia="宋体" w:hAnsi="Times New Roman" w:cs="Times New Roman"/>
          <w:sz w:val="24"/>
          <w:szCs w:val="24"/>
        </w:rPr>
        <w:t xml:space="preserve"> and wouldn’t cause much inaccuracy.</w:t>
      </w:r>
    </w:p>
    <w:p w14:paraId="6A3FCE07" w14:textId="5FFB4D5C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46D3990A" w14:textId="4B017FE9" w:rsidR="00046ACB" w:rsidRPr="00F0117F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0318A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CCFDABB" w14:textId="7529FE67" w:rsidR="00845606" w:rsidRPr="00F0117F" w:rsidRDefault="00845606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model, the definition of time and velocity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differs from SI</w:t>
      </w:r>
      <w:r w:rsidRPr="00F0117F">
        <w:rPr>
          <w:rFonts w:ascii="Times New Roman" w:eastAsia="宋体" w:hAnsi="Times New Roman" w:cs="Times New Roman"/>
          <w:sz w:val="24"/>
          <w:szCs w:val="24"/>
        </w:rPr>
        <w:t>. We make these changes to make the calculations simpler.</w:t>
      </w:r>
    </w:p>
    <w:p w14:paraId="2E64F7AA" w14:textId="2DB48915" w:rsidR="00046ACB" w:rsidRDefault="00046ACB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01FBC299" w14:textId="154EB407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(P8)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7657920" w14:textId="3763CBF0" w:rsidR="00963B78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Here is how we calculate the total time systematically.</w:t>
      </w:r>
    </w:p>
    <w:p w14:paraId="6D360FD3" w14:textId="77777777" w:rsidR="00963B78" w:rsidRPr="00E458B9" w:rsidRDefault="00963B78" w:rsidP="00845606">
      <w:pPr>
        <w:rPr>
          <w:rFonts w:ascii="Times New Roman" w:eastAsia="宋体" w:hAnsi="Times New Roman" w:cs="Times New Roman"/>
          <w:sz w:val="24"/>
          <w:szCs w:val="24"/>
        </w:rPr>
      </w:pPr>
    </w:p>
    <w:p w14:paraId="5C891C35" w14:textId="1AB859DD" w:rsidR="00845606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B42B0E">
        <w:rPr>
          <w:rFonts w:ascii="Times New Roman" w:eastAsia="宋体" w:hAnsi="Times New Roman" w:cs="Times New Roman"/>
          <w:sz w:val="24"/>
          <w:szCs w:val="24"/>
        </w:rPr>
        <w:t>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BB19F7F" w14:textId="2B9FA017" w:rsidR="00CF09A2" w:rsidRPr="00F0117F" w:rsidRDefault="003650B4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 loop here indicates that we calculate the total time based on recursion.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B30B99" w:rsidRPr="00F0117F">
        <w:rPr>
          <w:rFonts w:ascii="Times New Roman" w:eastAsia="宋体" w:hAnsi="Times New Roman" w:cs="Times New Roman"/>
          <w:sz w:val="24"/>
          <w:szCs w:val="24"/>
        </w:rPr>
        <w:t xml:space="preserve">According to the discreteness of our model, the process of calculating total time can be reduced to finding a recursion formula for any passenger-based variable.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 xml:space="preserve">We chose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v</m:t>
        </m:r>
      </m:oMath>
      <w:r w:rsidR="00DA0F20"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="00DA0F20" w:rsidRPr="00F0117F">
        <w:rPr>
          <w:rFonts w:ascii="Times New Roman" w:eastAsia="宋体" w:hAnsi="Times New Roman" w:cs="Times New Roman"/>
          <w:sz w:val="24"/>
          <w:szCs w:val="24"/>
        </w:rPr>
        <w:t>(velocity) as that variable out of simplicity and authenticity concerns.</w:t>
      </w:r>
    </w:p>
    <w:p w14:paraId="4225A694" w14:textId="77777777" w:rsidR="00CF09A2" w:rsidRPr="00F0117F" w:rsidRDefault="00CF09A2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13C3F6D" w14:textId="075D1C88" w:rsidR="003650B4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5C1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423E9962" w14:textId="768F22EF" w:rsidR="00DF764F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Before turning the spotlight on the analysis, we’ll first construct the space of cells and coordinates as shown on the slide.</w:t>
      </w:r>
    </w:p>
    <w:p w14:paraId="763774E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88DE84A" w14:textId="1FEB9725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20290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7153547" w14:textId="5A7A1D1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First, we’ll calculate the velocity according to the density. </w:t>
      </w:r>
      <w:r w:rsidR="00181505" w:rsidRPr="00F0117F">
        <w:rPr>
          <w:rFonts w:ascii="Times New Roman" w:eastAsia="宋体" w:hAnsi="Times New Roman" w:cs="Times New Roman"/>
          <w:sz w:val="24"/>
          <w:szCs w:val="24"/>
        </w:rPr>
        <w:t>We’d stress that the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visibility range is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is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proper and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realistic</w:t>
      </w:r>
      <w:r w:rsidR="00C9068A" w:rsidRPr="00F0117F">
        <w:rPr>
          <w:rFonts w:ascii="Times New Roman" w:eastAsia="宋体" w:hAnsi="Times New Roman" w:cs="Times New Roman"/>
          <w:sz w:val="24"/>
          <w:szCs w:val="24"/>
        </w:rPr>
        <w:t>. It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also decides the time step (if taken as </w:t>
      </w:r>
      <m:oMath>
        <m:r>
          <m:rPr>
            <m:sty m:val="p"/>
          </m:rPr>
          <w:rPr>
            <w:rFonts w:ascii="Cambria Math" w:eastAsia="宋体" w:hAnsi="Cambria Math" w:cs="Times New Roman"/>
            <w:sz w:val="24"/>
            <w:szCs w:val="24"/>
          </w:rPr>
          <m:t>4</m:t>
        </m:r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the time step can be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6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or </w:t>
      </w:r>
      <m:oMath>
        <m:f>
          <m:fPr>
            <m:ctrlPr>
              <w:rPr>
                <w:rFonts w:ascii="Cambria Math" w:eastAsia="宋体" w:hAnsi="Cambria Math" w:cs="Times New Roman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 w:cs="Times New Roman"/>
                <w:sz w:val="24"/>
                <w:szCs w:val="24"/>
              </w:rPr>
              <m:t>12</m:t>
            </m:r>
          </m:den>
        </m:f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sec), reducing the complexity of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simulation.</w:t>
      </w:r>
    </w:p>
    <w:p w14:paraId="53A9A8D4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BEA429" w14:textId="6ADE897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414976" w:rsidRPr="00F0117F">
        <w:rPr>
          <w:rFonts w:ascii="Times New Roman" w:eastAsia="宋体" w:hAnsi="Times New Roman" w:cs="Times New Roman"/>
          <w:sz w:val="24"/>
          <w:szCs w:val="24"/>
        </w:rPr>
        <w:t>P1</w:t>
      </w:r>
      <w:r w:rsidR="00DF764F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2AC75E2" w14:textId="0D86FA1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Next, </w:t>
      </w:r>
      <w:r w:rsidR="00D911B2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e use Greenshields speed-density linear model to develop the relation between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v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and</w:t>
      </w:r>
      <m:oMath>
        <m:r>
          <m:rPr>
            <m:sty m:val="p"/>
          </m:rP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D</m:t>
        </m:r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0D3359C3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6074E95" w14:textId="764BCC14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9C72E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615E5B3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After that, we use dot products of vectors to calculate distribution according to density, as the slide shows.</w:t>
      </w:r>
    </w:p>
    <w:p w14:paraId="7BDDD91E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08DF3E13" w14:textId="54E10A3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4D698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70B1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7580180" w14:textId="4EB196CF" w:rsidR="00BF3640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Additionally, </w:t>
      </w:r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label the cells and trace between which two adjacent cells</w:t>
      </w:r>
      <w:r w:rsidR="008B10B9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color w:val="000000" w:themeColor="text1"/>
            <w:kern w:val="24"/>
            <w:sz w:val="24"/>
            <w:szCs w:val="24"/>
          </w:rPr>
          <m:t>t</m:t>
        </m:r>
      </m:oMath>
      <w:r w:rsidR="008B10B9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is located.</w:t>
      </w:r>
    </w:p>
    <w:p w14:paraId="0568EDC3" w14:textId="4B47C065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AACC06E" w14:textId="58527A16" w:rsidR="00BF3640" w:rsidRPr="00E00C4C" w:rsidRDefault="00BF3640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 w:hint="eastAsia"/>
          <w:kern w:val="24"/>
          <w:sz w:val="24"/>
          <w:szCs w:val="24"/>
        </w:rPr>
        <w:t>(</w:t>
      </w: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P15)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66A7DF9" w14:textId="65E9898F" w:rsidR="00BF3640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E00C4C">
        <w:rPr>
          <w:rFonts w:ascii="Times New Roman" w:eastAsia="宋体" w:hAnsi="Times New Roman" w:cs="Times New Roman"/>
          <w:kern w:val="24"/>
          <w:sz w:val="24"/>
          <w:szCs w:val="24"/>
        </w:rPr>
        <w:t>This animation shows how we calculate time and velocity.</w:t>
      </w:r>
    </w:p>
    <w:p w14:paraId="4B4F104F" w14:textId="77777777" w:rsidR="00E00C4C" w:rsidRPr="00E00C4C" w:rsidRDefault="00E00C4C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A4E7E63" w14:textId="6F22731C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D9689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BF3640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60AF448" w14:textId="0B9CB095" w:rsidR="008F33E8" w:rsidRPr="00F0117F" w:rsidRDefault="004F3775" w:rsidP="00227DFC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Finally, we get the recursion formula</w:t>
      </w:r>
      <w:r w:rsidR="00227DFC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, showing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that speeds are 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interconnected linearly (</w:t>
      </w:r>
      <m:oMath>
        <m:sSup>
          <m:sSupPr>
            <m:ctrlPr>
              <w:rPr>
                <w:rFonts w:ascii="Cambria Math" w:eastAsia="宋体" w:hAnsi="Cambria Math" w:cs="Times New Roman"/>
                <w:i/>
                <w:iCs/>
                <w:color w:val="000000" w:themeColor="text1"/>
                <w:kern w:val="24"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v</m:t>
            </m:r>
          </m:e>
          <m:sup>
            <m:r>
              <w:rPr>
                <w:rFonts w:ascii="Cambria Math" w:eastAsia="宋体" w:hAnsi="Cambria Math" w:cs="Times New Roman"/>
                <w:color w:val="000000" w:themeColor="text1"/>
                <w:kern w:val="24"/>
                <w:sz w:val="24"/>
                <w:szCs w:val="24"/>
              </w:rPr>
              <m:t>-1</m:t>
            </m:r>
          </m:sup>
        </m:sSup>
      </m:oMath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understood as the real-life speed)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 And we’ll also use two methods to justify our deductions: first on the next slide and then in the Sensitivity Analysis part.</w:t>
      </w:r>
    </w:p>
    <w:p w14:paraId="39A01E27" w14:textId="77777777" w:rsidR="00BF3640" w:rsidRDefault="00BF3640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62E01F4B" w14:textId="17A6E033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(</w:t>
      </w:r>
      <w:r w:rsidR="008F4A6D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P1</w:t>
      </w:r>
      <w:r w:rsidR="003F46AE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2C727016" w14:textId="2320592E" w:rsidR="002C52BB" w:rsidRPr="00F0117F" w:rsidRDefault="00723413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Now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we’ll </w:t>
      </w:r>
      <w: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tackle the congestion state. 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We divide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d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the task into two parts: stowing luggage and offering seats. The first is trivial (but we’ll later add </w:t>
      </w:r>
      <w:r w:rsidR="00D37DD2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dis</w:t>
      </w:r>
      <w:r w:rsidR="008F33E8" w:rsidRPr="00F0117F">
        <w:rPr>
          <w:rFonts w:ascii="Times New Roman" w:eastAsia="宋体" w:hAnsi="Times New Roman" w:cs="Times New Roman"/>
          <w:i/>
          <w:color w:val="000000" w:themeColor="text1"/>
          <w:kern w:val="24"/>
          <w:sz w:val="24"/>
          <w:szCs w:val="24"/>
        </w:rPr>
        <w:t>compliance</w:t>
      </w:r>
      <w:r w:rsidR="008F33E8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factors to this in the SA)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.</w:t>
      </w:r>
    </w:p>
    <w:p w14:paraId="3EA63D1C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1855CAFD" w14:textId="51A88AC0" w:rsidR="002C52BB" w:rsidRPr="00F0117F" w:rsidRDefault="006A4DAD" w:rsidP="002C52BB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Offering seats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 can be calculated </w:t>
      </w:r>
      <w:r w:rsidR="004F3775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 xml:space="preserve">mathematically </w:t>
      </w:r>
      <w:r w:rsidR="002C52BB"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using permutation and the preservation of order.</w:t>
      </w:r>
    </w:p>
    <w:p w14:paraId="52080287" w14:textId="77777777" w:rsidR="002C52BB" w:rsidRPr="00F0117F" w:rsidRDefault="002C52BB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</w:p>
    <w:p w14:paraId="5471E2D5" w14:textId="77777777" w:rsidR="008F33E8" w:rsidRPr="00F0117F" w:rsidRDefault="008F33E8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</w:rPr>
        <w:t>Here is the schematic diagram for this procedure.</w:t>
      </w:r>
    </w:p>
    <w:p w14:paraId="4FE715F0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2EBCA34" w14:textId="77F3D51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875EE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9466AC" w:rsidRPr="00F0117F">
        <w:rPr>
          <w:rFonts w:ascii="Times New Roman" w:eastAsia="宋体" w:hAnsi="Times New Roman" w:cs="Times New Roman"/>
          <w:sz w:val="24"/>
          <w:szCs w:val="24"/>
        </w:rPr>
        <w:t>1</w:t>
      </w:r>
      <w:r w:rsidR="004858CA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060DE47" w14:textId="1E605BFA" w:rsidR="00C17EB0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unite these seemingly separate states somehow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we use a </w:t>
      </w:r>
      <w:r w:rsidRPr="00F0117F">
        <w:rPr>
          <w:rFonts w:ascii="Times New Roman" w:eastAsia="宋体" w:hAnsi="Times New Roman" w:cs="Times New Roman"/>
          <w:i/>
          <w:sz w:val="24"/>
          <w:szCs w:val="24"/>
        </w:rPr>
        <w:t>state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parameter to indicate a passenger’s current movement status: moving, stowing luggage, or waiting in a queue.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These states are interconvertible, and we’ll do this with the interconversion formula recursively within every timestep.</w:t>
      </w:r>
    </w:p>
    <w:p w14:paraId="3219C119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1119EFF" w14:textId="60421DD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56B7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4858CA">
        <w:rPr>
          <w:rFonts w:ascii="Times New Roman" w:eastAsia="宋体" w:hAnsi="Times New Roman" w:cs="Times New Roman"/>
          <w:sz w:val="24"/>
          <w:szCs w:val="24"/>
        </w:rPr>
        <w:t>19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3C0D57FB" w14:textId="593530EC" w:rsidR="008F33E8" w:rsidRPr="00F0117F" w:rsidRDefault="00C17EB0" w:rsidP="00C17EB0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The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transformation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formula is given</w:t>
      </w:r>
      <w:r w:rsidR="00BF70B1" w:rsidRPr="00F0117F">
        <w:rPr>
          <w:rFonts w:ascii="Times New Roman" w:eastAsia="宋体" w:hAnsi="Times New Roman" w:cs="Times New Roman"/>
          <w:sz w:val="24"/>
          <w:szCs w:val="24"/>
        </w:rPr>
        <w:t xml:space="preserve">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 Note that the multiplication of matrixes and vectors again ensures linearity.</w:t>
      </w:r>
    </w:p>
    <w:p w14:paraId="0522878C" w14:textId="77777777" w:rsidR="004558A3" w:rsidRDefault="004558A3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73A5975" w14:textId="2856E4D0" w:rsidR="008F33E8" w:rsidRPr="00F0117F" w:rsidRDefault="00C17EB0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Therefore, the only remaining problem is when a passenger takes his seat and disappears.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According to programmatic views, we use deletion in the queue to tackle this, which is relatively trivial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0486B7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FAE9FB5" w14:textId="63804062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5F21DD82" w14:textId="311271C8" w:rsidR="004558A3" w:rsidRPr="00F0117F" w:rsidRDefault="008F33E8" w:rsidP="00696DDA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Here we give the results. </w:t>
      </w:r>
      <w:bookmarkStart w:id="0" w:name="OLE_LINK1"/>
      <w:bookmarkStart w:id="1" w:name="OLE_LINK2"/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 weights </w:t>
      </w:r>
      <m:oMath>
        <m:sSub>
          <m:sSubPr>
            <m:ctrlPr>
              <w:rPr>
                <w:rFonts w:ascii="Cambria Math" w:eastAsia="宋体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</m:t>
            </m:r>
          </m:sub>
        </m:sSub>
        <m:d>
          <m:d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A</m:t>
            </m:r>
          </m:e>
        </m:d>
      </m:oMath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can be calculated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easily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done with matrix multiplications</w:t>
      </w:r>
      <w:r w:rsidR="00696DDA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bookmarkEnd w:id="0"/>
    </w:p>
    <w:bookmarkEnd w:id="1"/>
    <w:p w14:paraId="016C2F61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258DB" w14:textId="4A32EA09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F7F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yellow"/>
        </w:rPr>
        <w:t>Allan</w:t>
      </w:r>
    </w:p>
    <w:p w14:paraId="0DF7A161" w14:textId="0A9378BA" w:rsidR="008F33E8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After obtaining all these indicators, we </w:t>
      </w:r>
      <w:r w:rsidR="00F60C2F" w:rsidRPr="00F0117F">
        <w:rPr>
          <w:rFonts w:ascii="Times New Roman" w:eastAsia="宋体" w:hAnsi="Times New Roman" w:cs="Times New Roman"/>
          <w:sz w:val="24"/>
          <w:szCs w:val="24"/>
        </w:rPr>
        <w:t xml:space="preserve">will </w:t>
      </w:r>
      <w:r w:rsidRPr="00F0117F">
        <w:rPr>
          <w:rFonts w:ascii="Times New Roman" w:eastAsia="宋体" w:hAnsi="Times New Roman" w:cs="Times New Roman"/>
          <w:sz w:val="24"/>
          <w:szCs w:val="24"/>
        </w:rPr>
        <w:t>calculate the total time.</w:t>
      </w:r>
    </w:p>
    <w:p w14:paraId="568B366F" w14:textId="35B42960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BA414AD" w14:textId="655ABB02" w:rsidR="00963B78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(P22)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8ED4BB1" w14:textId="7A0F74F7" w:rsidR="00963B78" w:rsidRPr="00F0117F" w:rsidRDefault="00963B7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part will focus on the modelling approach to </w:t>
      </w:r>
      <w:r w:rsidR="004B43D1">
        <w:rPr>
          <w:rFonts w:ascii="Times New Roman" w:eastAsia="宋体" w:hAnsi="Times New Roman" w:cs="Times New Roman"/>
          <w:sz w:val="24"/>
          <w:szCs w:val="24"/>
        </w:rPr>
        <w:t>minimise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total time.</w:t>
      </w:r>
    </w:p>
    <w:p w14:paraId="6FF6C0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EE9255F" w14:textId="64C5308A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061B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4558A3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14B8F11" w14:textId="381D97BC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Our work can be divided into inspiration from our previous calculations and strict mathematical proof.</w:t>
      </w:r>
    </w:p>
    <w:p w14:paraId="2ABC6C0C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989DF47" w14:textId="6DBCD3C1" w:rsidR="008F33E8" w:rsidRPr="00F0117F" w:rsidRDefault="00614D8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Empirically</w:t>
      </w:r>
      <w:r w:rsidRPr="00F0117F">
        <w:rPr>
          <w:rFonts w:ascii="Times New Roman" w:eastAsia="宋体" w:hAnsi="Times New Roman" w:cs="Times New Roman"/>
          <w:sz w:val="24"/>
          <w:szCs w:val="24"/>
        </w:rPr>
        <w:t>, w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e’ll raise </w:t>
      </w:r>
      <w:r w:rsidR="008F33E8" w:rsidRPr="00F0117F">
        <w:rPr>
          <w:rFonts w:ascii="Times New Roman" w:eastAsia="宋体" w:hAnsi="Times New Roman" w:cs="Times New Roman"/>
          <w:i/>
          <w:sz w:val="24"/>
          <w:szCs w:val="24"/>
        </w:rPr>
        <w:t>parallelity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to describe </w:t>
      </w:r>
      <w:r w:rsidRPr="00F0117F">
        <w:rPr>
          <w:rFonts w:ascii="Times New Roman" w:eastAsia="宋体" w:hAnsi="Times New Roman" w:cs="Times New Roman"/>
          <w:sz w:val="24"/>
          <w:szCs w:val="24"/>
        </w:rPr>
        <w:t>the proportion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of </w:t>
      </w:r>
      <w:r w:rsidR="004B43D1">
        <w:rPr>
          <w:rFonts w:ascii="Times New Roman" w:eastAsia="宋体" w:hAnsi="Times New Roman" w:cs="Times New Roman"/>
          <w:sz w:val="24"/>
          <w:szCs w:val="24"/>
        </w:rPr>
        <w:t>occupied aisle cells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B4397D" w:rsidRPr="00F0117F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higher the parallelity, the more efficient the system is and the faster the strategy is. The formulae of parallelity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are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shown in the slide.</w:t>
      </w:r>
    </w:p>
    <w:p w14:paraId="48630E91" w14:textId="5257F7B5" w:rsidR="00123083" w:rsidRPr="00F0117F" w:rsidRDefault="00123083" w:rsidP="00475B3B">
      <w:pPr>
        <w:tabs>
          <w:tab w:val="left" w:pos="1909"/>
        </w:tabs>
        <w:rPr>
          <w:rFonts w:ascii="Times New Roman" w:eastAsia="宋体" w:hAnsi="Times New Roman" w:cs="Times New Roman"/>
          <w:sz w:val="24"/>
          <w:szCs w:val="24"/>
        </w:rPr>
      </w:pPr>
    </w:p>
    <w:p w14:paraId="6F36CC1F" w14:textId="7BE3FEC9" w:rsidR="008F33E8" w:rsidRPr="00F0117F" w:rsidRDefault="0012308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(P2</w:t>
      </w:r>
      <w:r w:rsidR="00E00C4C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ED41652" w14:textId="2C8DA646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 xml:space="preserve">We’ll prove the intuitive idea proposed </w:t>
      </w:r>
      <w:del w:id="2" w:author="Windows 用户" w:date="2022-04-19T21:20:00Z">
        <w:r w:rsidRPr="00F0117F" w:rsidDel="00B511A4">
          <w:rPr>
            <w:rFonts w:ascii="Times New Roman" w:eastAsia="宋体" w:hAnsi="Times New Roman" w:cs="Times New Roman"/>
            <w:color w:val="000000" w:themeColor="text1"/>
            <w:sz w:val="24"/>
            <w:szCs w:val="24"/>
          </w:rPr>
          <w:delText xml:space="preserve">in </w:delText>
        </w:r>
      </w:del>
      <w:ins w:id="3" w:author="Windows 用户" w:date="2022-04-19T21:20:00Z">
        <w:r w:rsidR="00B511A4">
          <w:rPr>
            <w:rFonts w:ascii="Times New Roman" w:eastAsia="宋体" w:hAnsi="Times New Roman" w:cs="Times New Roman"/>
            <w:color w:val="000000" w:themeColor="text1"/>
            <w:sz w:val="24"/>
            <w:szCs w:val="24"/>
          </w:rPr>
          <w:t>on</w:t>
        </w:r>
        <w:r w:rsidR="00B511A4" w:rsidRPr="00F0117F">
          <w:rPr>
            <w:rFonts w:ascii="Times New Roman" w:eastAsia="宋体" w:hAnsi="Times New Roman" w:cs="Times New Roman"/>
            <w:color w:val="000000" w:themeColor="text1"/>
            <w:sz w:val="24"/>
            <w:szCs w:val="24"/>
          </w:rPr>
          <w:t xml:space="preserve"> </w:t>
        </w:r>
      </w:ins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the previous slide.</w:t>
      </w:r>
    </w:p>
    <w:p w14:paraId="296953AF" w14:textId="77777777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</w:p>
    <w:p w14:paraId="274ED4E8" w14:textId="2CF186CE" w:rsidR="00123083" w:rsidRPr="00F0117F" w:rsidRDefault="00123083" w:rsidP="00123083">
      <w:pPr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F0117F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Based on the linear model, we can do these analyses according to the fact that linear optimums occur on the verges. The flow chart gives detailed analyses.</w:t>
      </w:r>
    </w:p>
    <w:p w14:paraId="6DF4E25B" w14:textId="77777777" w:rsidR="002920BD" w:rsidRPr="00F0117F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441BCD2" w14:textId="74B2715B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00C4C">
        <w:rPr>
          <w:rFonts w:ascii="Times New Roman" w:eastAsia="宋体" w:hAnsi="Times New Roman" w:cs="Times New Roman"/>
          <w:sz w:val="24"/>
          <w:szCs w:val="24"/>
        </w:rPr>
        <w:t>P25</w:t>
      </w:r>
      <w:r w:rsidR="002920BD" w:rsidRPr="00F0117F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1772F221" w14:textId="503B0C91" w:rsidR="002920BD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Secondly and mathematically,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we can justify this using a critical claim.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You can refer to </w:t>
      </w:r>
      <w:r w:rsidR="00E43FA6" w:rsidRPr="00F0117F">
        <w:rPr>
          <w:rFonts w:ascii="Times New Roman" w:eastAsia="宋体" w:hAnsi="Times New Roman" w:cs="Times New Roman"/>
          <w:sz w:val="24"/>
          <w:szCs w:val="24"/>
        </w:rPr>
        <w:t>this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in the essay</w:t>
      </w:r>
      <w:r w:rsidR="004B43D1">
        <w:rPr>
          <w:rFonts w:ascii="Times New Roman" w:eastAsia="宋体" w:hAnsi="Times New Roman" w:cs="Times New Roman"/>
          <w:sz w:val="24"/>
          <w:szCs w:val="24"/>
        </w:rPr>
        <w:t>,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 xml:space="preserve"> and we’ll not </w:t>
      </w:r>
      <w:r w:rsidR="006B60E8" w:rsidRPr="00F0117F">
        <w:rPr>
          <w:rFonts w:ascii="Times New Roman" w:eastAsia="宋体" w:hAnsi="Times New Roman" w:cs="Times New Roman" w:hint="eastAsia"/>
          <w:sz w:val="24"/>
          <w:szCs w:val="24"/>
        </w:rPr>
        <w:t>att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ach importance to this as we’ve already explained the ideas behind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 it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1E5124BB" w14:textId="0BFC2B79" w:rsidR="002920BD" w:rsidRDefault="002920BD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E6ADEE1" w14:textId="1088659D" w:rsidR="00E00C4C" w:rsidRPr="00E00C4C" w:rsidRDefault="00E00C4C" w:rsidP="008F33E8">
      <w:pP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Ani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mation</w:t>
      </w:r>
    </w:p>
    <w:p w14:paraId="5BF02F9D" w14:textId="77777777" w:rsidR="00E00C4C" w:rsidRPr="00F0117F" w:rsidRDefault="00E00C4C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BB2C0BF" w14:textId="3B8F3E63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BF149A" w:rsidRPr="00F0117F">
        <w:rPr>
          <w:rFonts w:ascii="Times New Roman" w:eastAsia="宋体" w:hAnsi="Times New Roman" w:cs="Times New Roman"/>
          <w:sz w:val="24"/>
          <w:szCs w:val="24"/>
        </w:rPr>
        <w:t>P2</w:t>
      </w:r>
      <w:r w:rsidR="00E00C4C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53993867" w14:textId="47ADFA8A" w:rsidR="00046ACB" w:rsidRDefault="002920BD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2920BD">
        <w:rPr>
          <w:rFonts w:ascii="Times New Roman" w:eastAsia="宋体" w:hAnsi="Times New Roman" w:cs="Times New Roman"/>
          <w:sz w:val="24"/>
          <w:szCs w:val="24"/>
        </w:rPr>
        <w:t>The starting point and destination of the passengers are exchanged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6B60E8" w:rsidRPr="00F0117F">
        <w:rPr>
          <w:rFonts w:ascii="Times New Roman" w:eastAsia="宋体" w:hAnsi="Times New Roman" w:cs="Times New Roman"/>
          <w:sz w:val="24"/>
          <w:szCs w:val="24"/>
        </w:rPr>
        <w:t>only adding the prerequisite that passengers leave from aisle to window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. </w:t>
      </w:r>
      <w:r w:rsidR="00D37DD2" w:rsidRPr="00F0117F">
        <w:rPr>
          <w:rFonts w:ascii="Times New Roman" w:eastAsia="宋体" w:hAnsi="Times New Roman" w:cs="Times New Roman"/>
          <w:sz w:val="24"/>
          <w:szCs w:val="24"/>
        </w:rPr>
        <w:t>Therefore,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 xml:space="preserve"> the best strategy should be similar to boarding. </w:t>
      </w:r>
      <w:r w:rsidR="00A47DF6" w:rsidRPr="00F0117F">
        <w:rPr>
          <w:rFonts w:ascii="Times New Roman" w:eastAsia="宋体" w:hAnsi="Times New Roman" w:cs="Times New Roman"/>
          <w:sz w:val="24"/>
          <w:szCs w:val="24"/>
        </w:rPr>
        <w:t>T</w:t>
      </w:r>
      <w:r w:rsidR="00046ACB" w:rsidRPr="00F0117F">
        <w:rPr>
          <w:rFonts w:ascii="Times New Roman" w:eastAsia="宋体" w:hAnsi="Times New Roman" w:cs="Times New Roman"/>
          <w:sz w:val="24"/>
          <w:szCs w:val="24"/>
        </w:rPr>
        <w:t>he passengers have already been in an ideal queue, thus spending less time than boarding because of higher parallelity.</w:t>
      </w:r>
    </w:p>
    <w:p w14:paraId="3815992A" w14:textId="77777777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</w:p>
    <w:p w14:paraId="2FA1C09E" w14:textId="01593A01" w:rsidR="00046ACB" w:rsidRPr="00F0117F" w:rsidRDefault="00046ACB" w:rsidP="00046AC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5E401B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E00C4C">
        <w:rPr>
          <w:rFonts w:ascii="Times New Roman" w:eastAsia="宋体" w:hAnsi="Times New Roman" w:cs="Times New Roman"/>
          <w:sz w:val="24"/>
          <w:szCs w:val="24"/>
        </w:rPr>
        <w:t>7</w:t>
      </w:r>
      <w:r w:rsidR="002920BD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526B085" w14:textId="72BEC080" w:rsidR="002920BD" w:rsidRDefault="00046ACB" w:rsidP="004B7F2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Besides the total time, passengers’ satisfaction is also an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essential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factor to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>consider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. In real-life experiences, dissatisfaction mainly comes from queuing and offering seats. 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>Additionally,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fellow passengers may be split, causing dissatisfaction. The total dissatisfaction index is the weighted sum of the three factors</w:t>
      </w:r>
      <w:r w:rsidR="004B7F2B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ins w:id="4" w:author="Windows 用户" w:date="2022-04-19T21:21:00Z">
        <w:r w:rsidR="00793ED6">
          <w:rPr>
            <w:rFonts w:ascii="Times New Roman" w:eastAsia="宋体" w:hAnsi="Times New Roman" w:cs="Times New Roman"/>
            <w:sz w:val="24"/>
            <w:szCs w:val="24"/>
          </w:rPr>
          <w:t xml:space="preserve">the weights </w:t>
        </w:r>
      </w:ins>
      <w:r w:rsidR="004B7F2B" w:rsidRPr="00F0117F">
        <w:rPr>
          <w:rFonts w:ascii="Times New Roman" w:eastAsia="宋体" w:hAnsi="Times New Roman" w:cs="Times New Roman"/>
          <w:sz w:val="24"/>
          <w:szCs w:val="24"/>
        </w:rPr>
        <w:t>respectively 1, 250 and 10.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14:paraId="6C0E1757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BFCC909" w14:textId="486FCF71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7E4F41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2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57E3840E" w14:textId="172E2C23" w:rsidR="00F0117F" w:rsidRPr="00F0117F" w:rsidRDefault="0010724E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These are the results </w:t>
      </w:r>
      <w:r w:rsidRPr="00F0117F">
        <w:rPr>
          <w:rFonts w:ascii="Times New Roman" w:eastAsia="宋体" w:hAnsi="Times New Roman" w:cs="Times New Roman" w:hint="eastAsia"/>
          <w:sz w:val="24"/>
          <w:szCs w:val="24"/>
        </w:rPr>
        <w:t>after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 xml:space="preserve">the </w:t>
      </w:r>
      <w:r w:rsidRPr="00F0117F">
        <w:rPr>
          <w:rFonts w:ascii="Times New Roman" w:eastAsia="宋体" w:hAnsi="Times New Roman" w:cs="Times New Roman"/>
          <w:sz w:val="24"/>
          <w:szCs w:val="24"/>
        </w:rPr>
        <w:t>application of our model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1B174F5" w14:textId="77777777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</w:p>
    <w:p w14:paraId="3FAAA90C" w14:textId="047606C2" w:rsidR="00F0117F" w:rsidRPr="00F0117F" w:rsidRDefault="00F0117F" w:rsidP="008F33E8">
      <w:pPr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(P</w:t>
      </w:r>
      <w:r w:rsidR="00963B78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29</w:t>
      </w: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26F3401A" w14:textId="112417DD" w:rsidR="008F33E8" w:rsidRPr="00F0117F" w:rsidRDefault="0010724E" w:rsidP="008F33E8">
      <w:pPr>
        <w:rPr>
          <w:rFonts w:ascii="Times New Roman" w:eastAsia="宋体" w:hAnsi="Times New Roman" w:cs="Times New Roman"/>
          <w:sz w:val="24"/>
          <w:szCs w:val="24"/>
          <w:lang w:val="x-none"/>
        </w:rPr>
      </w:pPr>
      <w:r w:rsidRPr="00F0117F">
        <w:rPr>
          <w:rFonts w:ascii="Times New Roman" w:eastAsia="宋体" w:hAnsi="Times New Roman" w:cs="Times New Roman"/>
          <w:color w:val="000000" w:themeColor="text1"/>
          <w:kern w:val="24"/>
          <w:sz w:val="24"/>
          <w:szCs w:val="24"/>
          <w:lang w:val="en-GB"/>
        </w:rPr>
        <w:t xml:space="preserve">We can see that </w:t>
      </w:r>
      <w:r w:rsidR="008F33E8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Steffen Sub-Perfect </w:t>
      </w:r>
      <w:r w:rsidR="004D6771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is the fastest and back to front is the most satisfactory plan.</w:t>
      </w:r>
    </w:p>
    <w:p w14:paraId="10099808" w14:textId="46378B55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36222493" w14:textId="3EEDF8C0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0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479AF42" w14:textId="397508CD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We conducted a Sensitivity Analysis on different passengers.</w:t>
      </w:r>
    </w:p>
    <w:p w14:paraId="4F8CF957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44E807F" w14:textId="4A6CA109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="00F0117F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79880FD9" w14:textId="73271736" w:rsidR="00F0117F" w:rsidRPr="00F0117F" w:rsidRDefault="004B43D1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4B43D1">
        <w:rPr>
          <w:rFonts w:ascii="Times New Roman" w:eastAsia="宋体" w:hAnsi="Times New Roman" w:cs="Times New Roman"/>
          <w:sz w:val="24"/>
          <w:szCs w:val="24"/>
          <w:lang w:val="x-none"/>
        </w:rPr>
        <w:t>Random boarding is the most sensitive for longer stowing time and reduced passengers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,</w:t>
      </w:r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while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>
        <w:rPr>
          <w:rFonts w:ascii="Times New Roman" w:eastAsia="宋体" w:hAnsi="Times New Roman" w:cs="Times New Roman"/>
          <w:sz w:val="24"/>
          <w:szCs w:val="24"/>
          <w:lang w:val="x-none"/>
        </w:rPr>
        <w:t>queue-jumping</w:t>
      </w:r>
      <w:r w:rsidR="008837A4"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affects all </w:t>
      </w:r>
      <w:del w:id="5" w:author="Windows 用户" w:date="2022-04-19T21:21:00Z">
        <w:r w:rsidR="008837A4" w:rsidRPr="00F0117F" w:rsidDel="00F10585">
          <w:rPr>
            <w:rFonts w:ascii="Times New Roman" w:eastAsia="宋体" w:hAnsi="Times New Roman" w:cs="Times New Roman"/>
            <w:sz w:val="24"/>
            <w:szCs w:val="24"/>
            <w:lang w:val="x-none"/>
          </w:rPr>
          <w:delText>methods</w:delText>
        </w:r>
      </w:del>
      <w:ins w:id="6" w:author="Windows 用户" w:date="2022-04-19T21:21:00Z">
        <w:r w:rsidR="00F10585">
          <w:rPr>
            <w:rFonts w:ascii="Times New Roman" w:eastAsia="宋体" w:hAnsi="Times New Roman" w:cs="Times New Roman"/>
            <w:sz w:val="24"/>
            <w:szCs w:val="24"/>
            <w:lang w:val="x-none"/>
          </w:rPr>
          <w:t>strategies</w:t>
        </w:r>
      </w:ins>
      <w:r w:rsidR="008E2E3A">
        <w:rPr>
          <w:rFonts w:ascii="Times New Roman" w:eastAsia="宋体" w:hAnsi="Times New Roman" w:cs="Times New Roman"/>
          <w:sz w:val="24"/>
          <w:szCs w:val="24"/>
          <w:lang w:val="x-none"/>
        </w:rPr>
        <w:t>.</w:t>
      </w:r>
    </w:p>
    <w:p w14:paraId="2DA9EE42" w14:textId="77777777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</w:p>
    <w:p w14:paraId="532FAE68" w14:textId="446AB474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(</w:t>
      </w:r>
      <w:r w:rsidRPr="00F0117F">
        <w:rPr>
          <w:rFonts w:ascii="Times New Roman" w:eastAsia="宋体" w:hAnsi="Times New Roman" w:cs="Times New Roman"/>
          <w:sz w:val="24"/>
          <w:szCs w:val="24"/>
        </w:rPr>
        <w:t>P3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magenta"/>
        </w:rPr>
        <w:t>Eason</w:t>
      </w:r>
    </w:p>
    <w:p w14:paraId="67429D4D" w14:textId="3D9115EB" w:rsidR="00F0117F" w:rsidRPr="00F0117F" w:rsidRDefault="00F0117F" w:rsidP="00F0117F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These are the major conclusions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drawn from our sensitivity analysis: Random is far more sensitive than front to back, </w:t>
      </w:r>
      <w:r w:rsidR="00B2465E">
        <w:rPr>
          <w:rFonts w:ascii="Times New Roman" w:eastAsia="宋体" w:hAnsi="Times New Roman" w:cs="Times New Roman"/>
          <w:sz w:val="24"/>
          <w:szCs w:val="24"/>
        </w:rPr>
        <w:t>for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>
        <w:rPr>
          <w:rFonts w:ascii="Times New Roman" w:eastAsia="宋体" w:hAnsi="Times New Roman" w:cs="Times New Roman"/>
          <w:sz w:val="24"/>
          <w:szCs w:val="24"/>
        </w:rPr>
        <w:t>randomised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 xml:space="preserve"> can result in immeasurable effects. Back-to-front is the best overall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because it is the least sensitive and has better </w:t>
      </w:r>
      <w:r w:rsidRPr="00F0117F">
        <w:rPr>
          <w:rFonts w:ascii="Times New Roman" w:eastAsia="宋体" w:hAnsi="Times New Roman" w:cs="Times New Roman"/>
          <w:sz w:val="24"/>
          <w:szCs w:val="24"/>
          <w:lang w:val="x-none"/>
        </w:rPr>
        <w:t>time and satisfaction.</w:t>
      </w:r>
    </w:p>
    <w:p w14:paraId="6B8C682A" w14:textId="77777777" w:rsidR="00845606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13863394" w14:textId="3C36B7E8" w:rsidR="008F33E8" w:rsidRPr="00F0117F" w:rsidRDefault="00845606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276A2F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3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6C1942AE" w14:textId="3A9483F0" w:rsidR="008F33E8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ow we will extend our model to different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CC67EC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0449DE">
        <w:rPr>
          <w:rFonts w:ascii="Times New Roman" w:eastAsia="宋体" w:hAnsi="Times New Roman" w:cs="Times New Roman" w:hint="eastAsia"/>
          <w:sz w:val="24"/>
          <w:szCs w:val="24"/>
        </w:rPr>
        <w:t>,</w:t>
      </w:r>
    </w:p>
    <w:p w14:paraId="024F1DCC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020028E" w14:textId="6E96713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327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4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70EB703" w14:textId="625EE3EC" w:rsidR="008F33E8" w:rsidRPr="00F0117F" w:rsidRDefault="004B43D1" w:rsidP="008F33E8">
      <w:pPr>
        <w:rPr>
          <w:rFonts w:ascii="Times New Roman" w:eastAsia="宋体" w:hAnsi="Times New Roman" w:cs="Times New Roman"/>
          <w:sz w:val="24"/>
          <w:szCs w:val="24"/>
        </w:rPr>
      </w:pPr>
      <w:del w:id="7" w:author="Windows 用户" w:date="2022-04-19T21:22:00Z">
        <w:r w:rsidDel="003F6F20">
          <w:rPr>
            <w:rFonts w:ascii="Times New Roman" w:eastAsia="宋体" w:hAnsi="Times New Roman" w:cs="Times New Roman"/>
            <w:sz w:val="24"/>
            <w:szCs w:val="24"/>
          </w:rPr>
          <w:delText>starting</w:delText>
        </w:r>
        <w:r w:rsidR="00FA3278" w:rsidRPr="00F0117F" w:rsidDel="003F6F20">
          <w:rPr>
            <w:rFonts w:ascii="Times New Roman" w:eastAsia="宋体" w:hAnsi="Times New Roman" w:cs="Times New Roman"/>
            <w:sz w:val="24"/>
            <w:szCs w:val="24"/>
          </w:rPr>
          <w:delText xml:space="preserve"> </w:delText>
        </w:r>
      </w:del>
      <w:ins w:id="8" w:author="Windows 用户" w:date="2022-04-19T21:22:00Z">
        <w:r w:rsidR="003F6F20">
          <w:rPr>
            <w:rFonts w:ascii="Times New Roman" w:eastAsia="宋体" w:hAnsi="Times New Roman" w:cs="Times New Roman"/>
            <w:sz w:val="24"/>
            <w:szCs w:val="24"/>
          </w:rPr>
          <w:t>We start</w:t>
        </w:r>
        <w:bookmarkStart w:id="9" w:name="_GoBack"/>
        <w:bookmarkEnd w:id="9"/>
        <w:r w:rsidR="003F6F20" w:rsidRPr="00F0117F">
          <w:rPr>
            <w:rFonts w:ascii="Times New Roman" w:eastAsia="宋体" w:hAnsi="Times New Roman" w:cs="Times New Roman"/>
            <w:sz w:val="24"/>
            <w:szCs w:val="24"/>
          </w:rPr>
          <w:t xml:space="preserve"> </w:t>
        </w:r>
      </w:ins>
      <w:r w:rsidR="00FA3278" w:rsidRPr="00F0117F">
        <w:rPr>
          <w:rFonts w:ascii="Times New Roman" w:eastAsia="宋体" w:hAnsi="Times New Roman" w:cs="Times New Roman"/>
          <w:sz w:val="24"/>
          <w:szCs w:val="24"/>
        </w:rPr>
        <w:t>with the development of coordinates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, as demonstrated on the screen.</w:t>
      </w:r>
    </w:p>
    <w:p w14:paraId="5A8FB51F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6244798" w14:textId="1C83364F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D26BC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5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16FC3F7C" w14:textId="3196ABC7" w:rsidR="00E143F4" w:rsidRPr="00F0117F" w:rsidRDefault="00E143F4" w:rsidP="00E143F4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And for the TETA aircraft, we define the </w:t>
      </w:r>
      <w:r w:rsidR="00D91E6C" w:rsidRPr="00F0117F">
        <w:rPr>
          <w:rFonts w:ascii="Times New Roman" w:eastAsia="宋体" w:hAnsi="Times New Roman" w:cs="Times New Roman"/>
          <w:sz w:val="24"/>
          <w:szCs w:val="24"/>
        </w:rPr>
        <w:t>grid as shown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43B1654E" w14:textId="77777777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78834BC" w14:textId="70C745FE" w:rsidR="00E8433A" w:rsidRPr="00F0117F" w:rsidRDefault="00E8433A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6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80B6616" w14:textId="722EB7DA" w:rsidR="00963B78" w:rsidRPr="00963B78" w:rsidRDefault="00E8433A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This is Claim Two, 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 xml:space="preserve">which helps us find the best strategy for the two kinds of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915FE3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We </w:t>
      </w:r>
      <w:r w:rsidR="004B43D1">
        <w:rPr>
          <w:rFonts w:ascii="Times New Roman" w:eastAsia="宋体" w:hAnsi="Times New Roman" w:cs="Times New Roman"/>
          <w:sz w:val="24"/>
          <w:szCs w:val="24"/>
        </w:rPr>
        <w:t>prioritised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the cells from main to block and introduced efficiency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to assess how good a scheme is qualitatively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58240D6" w14:textId="77777777" w:rsidR="00963B78" w:rsidRPr="00963B78" w:rsidRDefault="00963B78" w:rsidP="008F33E8">
      <w:pPr>
        <w:rPr>
          <w:rFonts w:ascii="Times New Roman" w:eastAsia="宋体" w:hAnsi="Times New Roman" w:cs="Times New Roman"/>
          <w:kern w:val="24"/>
          <w:sz w:val="24"/>
          <w:szCs w:val="24"/>
        </w:rPr>
      </w:pPr>
    </w:p>
    <w:p w14:paraId="2E342063" w14:textId="27D5248D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123083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7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20CB3AD4" w14:textId="2B7DBEEB" w:rsidR="008F33E8" w:rsidRPr="00F0117F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In the end, we </w:t>
      </w:r>
      <w:r w:rsidR="004B43D1">
        <w:rPr>
          <w:rFonts w:ascii="Times New Roman" w:eastAsia="宋体" w:hAnsi="Times New Roman" w:cs="Times New Roman"/>
          <w:sz w:val="24"/>
          <w:szCs w:val="24"/>
        </w:rPr>
        <w:t>conclude that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these two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 can be divided into smaller individual parts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that are 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 xml:space="preserve">similar to ordinary one-aisle </w:t>
      </w:r>
      <w:r w:rsidR="004B43D1">
        <w:rPr>
          <w:rFonts w:ascii="Times New Roman" w:eastAsia="宋体" w:hAnsi="Times New Roman" w:cs="Times New Roman"/>
          <w:sz w:val="24"/>
          <w:szCs w:val="24"/>
        </w:rPr>
        <w:t>aircraft</w:t>
      </w:r>
      <w:r w:rsidR="008F33E8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F9C87B8" w14:textId="77777777" w:rsidR="008F33E8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230F7A3C" w14:textId="36E7F1B1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E635FA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D56916" w:rsidRPr="00F0117F">
        <w:rPr>
          <w:rFonts w:ascii="Times New Roman" w:eastAsia="宋体" w:hAnsi="Times New Roman" w:cs="Times New Roman"/>
          <w:sz w:val="24"/>
          <w:szCs w:val="24"/>
        </w:rPr>
        <w:t>3</w:t>
      </w:r>
      <w:r w:rsidR="00963B78">
        <w:rPr>
          <w:rFonts w:ascii="Times New Roman" w:eastAsia="宋体" w:hAnsi="Times New Roman" w:cs="Times New Roman"/>
          <w:sz w:val="24"/>
          <w:szCs w:val="24"/>
        </w:rPr>
        <w:t>8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05A6043D" w14:textId="471EE91F" w:rsidR="00E635FA" w:rsidRPr="00F0117F" w:rsidRDefault="008F33E8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To </w:t>
      </w:r>
      <w:r w:rsidR="004B43D1">
        <w:rPr>
          <w:rFonts w:ascii="Times New Roman" w:eastAsia="宋体" w:hAnsi="Times New Roman" w:cs="Times New Roman"/>
          <w:sz w:val="24"/>
          <w:szCs w:val="24"/>
        </w:rPr>
        <w:t>optimise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 the whole plan, </w:t>
      </w:r>
      <w:r w:rsidR="00420336" w:rsidRPr="00F0117F">
        <w:rPr>
          <w:rFonts w:ascii="Times New Roman" w:eastAsia="宋体" w:hAnsi="Times New Roman" w:cs="Times New Roman"/>
          <w:sz w:val="24"/>
          <w:szCs w:val="24"/>
        </w:rPr>
        <w:t xml:space="preserve">we </w:t>
      </w:r>
      <w:r w:rsidRPr="00F0117F">
        <w:rPr>
          <w:rFonts w:ascii="Times New Roman" w:eastAsia="宋体" w:hAnsi="Times New Roman" w:cs="Times New Roman"/>
          <w:sz w:val="24"/>
          <w:szCs w:val="24"/>
        </w:rPr>
        <w:t xml:space="preserve">need to </w:t>
      </w:r>
      <w:r w:rsidR="00CF5FC7" w:rsidRPr="00F0117F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CF5FC7" w:rsidRPr="00F0117F">
        <w:rPr>
          <w:rFonts w:ascii="Times New Roman" w:eastAsia="宋体" w:hAnsi="Times New Roman" w:cs="Times New Roman"/>
          <w:sz w:val="24"/>
          <w:szCs w:val="24"/>
        </w:rPr>
        <w:t xml:space="preserve">pply it to </w:t>
      </w:r>
      <w:r w:rsidR="00486667" w:rsidRPr="00F0117F">
        <w:rPr>
          <w:rFonts w:ascii="Times New Roman" w:eastAsia="宋体" w:hAnsi="Times New Roman" w:cs="Times New Roman"/>
          <w:sz w:val="24"/>
          <w:szCs w:val="24"/>
        </w:rPr>
        <w:t xml:space="preserve">in-group and between-group </w:t>
      </w:r>
      <w:r w:rsidRPr="00F0117F">
        <w:rPr>
          <w:rFonts w:ascii="Times New Roman" w:eastAsia="宋体" w:hAnsi="Times New Roman" w:cs="Times New Roman"/>
          <w:sz w:val="24"/>
          <w:szCs w:val="24"/>
        </w:rPr>
        <w:t>sequences.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4B43D1" w:rsidRPr="004B43D1">
        <w:rPr>
          <w:rFonts w:ascii="Times New Roman" w:eastAsia="宋体" w:hAnsi="Times New Roman" w:cs="Times New Roman"/>
          <w:sz w:val="24"/>
          <w:szCs w:val="24"/>
        </w:rPr>
        <w:t>We arranged for inner group passengers to fill empty blocks to ensure that every cell is used</w:t>
      </w:r>
      <w:r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The graph shows our best strategy 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for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27DFC" w:rsidRPr="00F0117F">
        <w:rPr>
          <w:rFonts w:ascii="Times New Roman" w:eastAsia="宋体" w:hAnsi="Times New Roman" w:cs="Times New Roman"/>
          <w:sz w:val="24"/>
          <w:szCs w:val="24"/>
        </w:rPr>
        <w:t>Flying Wing aircraft.</w:t>
      </w:r>
    </w:p>
    <w:p w14:paraId="184F1E0C" w14:textId="7612E2EF" w:rsidR="00046ACB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4D98DB5E" w14:textId="7B2FDD2D" w:rsidR="00ED2967" w:rsidRPr="00F0117F" w:rsidRDefault="00CC2EBD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(P</w:t>
      </w:r>
      <w:r w:rsidR="00963B78">
        <w:rPr>
          <w:rFonts w:ascii="Times New Roman" w:eastAsia="宋体" w:hAnsi="Times New Roman" w:cs="Times New Roman"/>
          <w:sz w:val="24"/>
          <w:szCs w:val="24"/>
        </w:rPr>
        <w:t>39</w:t>
      </w:r>
      <w:r w:rsidR="00ED2967"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cyan"/>
        </w:rPr>
        <w:t>Raymond</w:t>
      </w:r>
    </w:p>
    <w:p w14:paraId="3C35A4C5" w14:textId="5295FC7C" w:rsidR="00ED2967" w:rsidRPr="00F0117F" w:rsidRDefault="00E02703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 w:hint="eastAsia"/>
          <w:sz w:val="24"/>
          <w:szCs w:val="24"/>
        </w:rPr>
        <w:t>And here is the result for the TETA aircraft.</w:t>
      </w:r>
    </w:p>
    <w:p w14:paraId="1E2B8CF7" w14:textId="67B9CDC3" w:rsidR="00ED2967" w:rsidRDefault="00ED2967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5E17AF32" w14:textId="15912210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 w:rsidR="00963B78">
        <w:rPr>
          <w:rFonts w:ascii="Times New Roman" w:eastAsia="宋体" w:hAnsi="Times New Roman" w:cs="Times New Roman"/>
          <w:sz w:val="24"/>
          <w:szCs w:val="24"/>
        </w:rPr>
        <w:t>40)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6AEF9D2D" w14:textId="10B3B8C6" w:rsid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To sum up the strengths and weaknesses</w:t>
      </w:r>
      <w:r w:rsidR="00963B78">
        <w:rPr>
          <w:rFonts w:ascii="Times New Roman" w:eastAsia="宋体" w:hAnsi="Times New Roman" w:cs="Times New Roman"/>
          <w:sz w:val="24"/>
          <w:szCs w:val="24"/>
        </w:rPr>
        <w:t>,</w:t>
      </w:r>
    </w:p>
    <w:p w14:paraId="63A2BEAA" w14:textId="77777777" w:rsidR="00F0117F" w:rsidRPr="00F0117F" w:rsidRDefault="00F0117F" w:rsidP="008F33E8">
      <w:pPr>
        <w:rPr>
          <w:rFonts w:ascii="Times New Roman" w:eastAsia="宋体" w:hAnsi="Times New Roman" w:cs="Times New Roman"/>
          <w:sz w:val="24"/>
          <w:szCs w:val="24"/>
        </w:rPr>
      </w:pPr>
    </w:p>
    <w:p w14:paraId="0A4CF8E8" w14:textId="7BD47D40" w:rsidR="008F33E8" w:rsidRPr="00F0117F" w:rsidRDefault="00046ACB" w:rsidP="008F33E8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(</w:t>
      </w:r>
      <w:r w:rsidR="00FA76F8" w:rsidRPr="00F0117F">
        <w:rPr>
          <w:rFonts w:ascii="Times New Roman" w:eastAsia="宋体" w:hAnsi="Times New Roman" w:cs="Times New Roman"/>
          <w:sz w:val="24"/>
          <w:szCs w:val="24"/>
        </w:rPr>
        <w:t>P</w:t>
      </w:r>
      <w:r w:rsidR="00F0117F">
        <w:rPr>
          <w:rFonts w:ascii="Times New Roman" w:eastAsia="宋体" w:hAnsi="Times New Roman" w:cs="Times New Roman"/>
          <w:sz w:val="24"/>
          <w:szCs w:val="24"/>
        </w:rPr>
        <w:t>4</w:t>
      </w:r>
      <w:r w:rsidR="00963B78">
        <w:rPr>
          <w:rFonts w:ascii="Times New Roman" w:eastAsia="宋体" w:hAnsi="Times New Roman" w:cs="Times New Roman"/>
          <w:sz w:val="24"/>
          <w:szCs w:val="24"/>
        </w:rPr>
        <w:t>1</w:t>
      </w:r>
      <w:r w:rsidRPr="00F0117F"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409D270D" w14:textId="07E237A9" w:rsidR="002A735B" w:rsidRPr="00F0117F" w:rsidRDefault="00963B78" w:rsidP="002A735B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o</w:t>
      </w:r>
      <w:r w:rsidR="00DF1E7B" w:rsidRPr="00F0117F">
        <w:rPr>
          <w:rFonts w:ascii="Times New Roman" w:eastAsia="宋体" w:hAnsi="Times New Roman" w:cs="Times New Roman"/>
          <w:sz w:val="24"/>
          <w:szCs w:val="24"/>
        </w:rPr>
        <w:t>ur model features mathematical and programmatic accuracy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.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M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ultiple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situations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are considered using similar codes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 xml:space="preserve">,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so</w:t>
      </w:r>
      <w:r w:rsidR="00ED710D" w:rsidRPr="00F0117F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universal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ity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 xml:space="preserve"> and efficien</w:t>
      </w:r>
      <w:r w:rsidR="00140C8C" w:rsidRPr="00F0117F">
        <w:rPr>
          <w:rFonts w:ascii="Times New Roman" w:eastAsia="宋体" w:hAnsi="Times New Roman" w:cs="Times New Roman"/>
          <w:sz w:val="24"/>
          <w:szCs w:val="24"/>
        </w:rPr>
        <w:t>cy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 xml:space="preserve"> are </w:t>
      </w:r>
      <w:r w:rsidR="00704492" w:rsidRPr="00F0117F">
        <w:rPr>
          <w:rFonts w:ascii="Times New Roman" w:eastAsia="宋体" w:hAnsi="Times New Roman" w:cs="Times New Roman"/>
          <w:sz w:val="24"/>
          <w:szCs w:val="24"/>
        </w:rPr>
        <w:t xml:space="preserve">other </w:t>
      </w:r>
      <w:r w:rsidR="00AA6A0A" w:rsidRPr="00F0117F">
        <w:rPr>
          <w:rFonts w:ascii="Times New Roman" w:eastAsia="宋体" w:hAnsi="Times New Roman" w:cs="Times New Roman"/>
          <w:sz w:val="24"/>
          <w:szCs w:val="24"/>
        </w:rPr>
        <w:t>benefits</w:t>
      </w:r>
      <w:r w:rsidR="002A735B" w:rsidRPr="00F0117F">
        <w:rPr>
          <w:rFonts w:ascii="Times New Roman" w:eastAsia="宋体" w:hAnsi="Times New Roman" w:cs="Times New Roman"/>
          <w:sz w:val="24"/>
          <w:szCs w:val="24"/>
        </w:rPr>
        <w:t>.</w:t>
      </w:r>
    </w:p>
    <w:p w14:paraId="2B3D6648" w14:textId="77777777" w:rsidR="00CF5FC7" w:rsidRPr="00F0117F" w:rsidRDefault="00CF5FC7" w:rsidP="002A735B">
      <w:pPr>
        <w:rPr>
          <w:rFonts w:ascii="Times New Roman" w:eastAsia="宋体" w:hAnsi="Times New Roman" w:cs="Times New Roman"/>
          <w:sz w:val="24"/>
          <w:szCs w:val="24"/>
        </w:rPr>
      </w:pPr>
    </w:p>
    <w:p w14:paraId="1456846F" w14:textId="1C467C69" w:rsidR="008F33E8" w:rsidRDefault="002A735B">
      <w:pPr>
        <w:rPr>
          <w:rFonts w:ascii="Times New Roman" w:eastAsia="宋体" w:hAnsi="Times New Roman" w:cs="Times New Roman"/>
          <w:sz w:val="24"/>
          <w:szCs w:val="24"/>
        </w:rPr>
      </w:pPr>
      <w:r w:rsidRPr="00F0117F">
        <w:rPr>
          <w:rFonts w:ascii="Times New Roman" w:eastAsia="宋体" w:hAnsi="Times New Roman" w:cs="Times New Roman"/>
          <w:sz w:val="24"/>
          <w:szCs w:val="24"/>
        </w:rPr>
        <w:t>And for the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weaknesses, we introduced quite a few abstract variables, making our model complex. </w:t>
      </w:r>
      <w:r w:rsidR="00963B78">
        <w:rPr>
          <w:rFonts w:ascii="Times New Roman" w:eastAsia="宋体" w:hAnsi="Times New Roman" w:cs="Times New Roman"/>
          <w:sz w:val="24"/>
          <w:szCs w:val="24"/>
        </w:rPr>
        <w:t>The boarding</w:t>
      </w:r>
      <w:r w:rsidR="009964CD" w:rsidRPr="00F0117F">
        <w:rPr>
          <w:rFonts w:ascii="Times New Roman" w:eastAsia="宋体" w:hAnsi="Times New Roman" w:cs="Times New Roman"/>
          <w:sz w:val="24"/>
          <w:szCs w:val="24"/>
        </w:rPr>
        <w:t xml:space="preserve"> schemes we devised are also hard to operate in reality.</w:t>
      </w:r>
    </w:p>
    <w:p w14:paraId="6D8CA577" w14:textId="47B4BBC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</w:p>
    <w:p w14:paraId="43486DDD" w14:textId="21D5FE5B" w:rsidR="000259E2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(</w:t>
      </w:r>
      <w:r>
        <w:rPr>
          <w:rFonts w:ascii="Times New Roman" w:eastAsia="宋体" w:hAnsi="Times New Roman" w:cs="Times New Roman"/>
          <w:sz w:val="24"/>
          <w:szCs w:val="24"/>
        </w:rPr>
        <w:t>P4</w:t>
      </w:r>
      <w:r w:rsidR="00963B78"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)</w:t>
      </w:r>
      <w:r w:rsidR="00CC67E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CC67EC" w:rsidRPr="00CC67EC">
        <w:rPr>
          <w:rFonts w:ascii="Times New Roman" w:eastAsia="宋体" w:hAnsi="Times New Roman" w:cs="Times New Roman"/>
          <w:sz w:val="24"/>
          <w:szCs w:val="24"/>
          <w:highlight w:val="green"/>
        </w:rPr>
        <w:t>Lyra</w:t>
      </w:r>
    </w:p>
    <w:p w14:paraId="33D3DF21" w14:textId="6EBFE3BA" w:rsidR="000259E2" w:rsidRPr="00F0117F" w:rsidRDefault="000259E2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</w:t>
      </w:r>
      <w:r>
        <w:rPr>
          <w:rFonts w:ascii="Times New Roman" w:eastAsia="宋体" w:hAnsi="Times New Roman" w:cs="Times New Roman"/>
          <w:sz w:val="24"/>
          <w:szCs w:val="24"/>
        </w:rPr>
        <w:t>hank you!</w:t>
      </w:r>
    </w:p>
    <w:sectPr w:rsidR="000259E2" w:rsidRPr="00F01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713EBB" w14:textId="77777777" w:rsidR="000F1588" w:rsidRDefault="000F1588" w:rsidP="00294DEE">
      <w:r>
        <w:separator/>
      </w:r>
    </w:p>
  </w:endnote>
  <w:endnote w:type="continuationSeparator" w:id="0">
    <w:p w14:paraId="369EAE24" w14:textId="77777777" w:rsidR="000F1588" w:rsidRDefault="000F1588" w:rsidP="00294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6A8A852-19B9-4866-BB45-57FA67EDE257}"/>
    <w:embedBold r:id="rId2" w:fontKey="{FF63A17A-B72C-457A-8D12-BEEAD7AA544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3" w:subsetted="1" w:fontKey="{E92D028F-39E1-457C-B020-949401D5BC2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9051142B-FD25-4F9F-BD78-548A78EBDA61}"/>
    <w:embedBold r:id="rId5" w:fontKey="{E99BB9D1-E017-4EE9-B8F6-3CA21FD76FA9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B3B00F4-363E-4404-9DD6-5738A4E16904}"/>
    <w:embedItalic r:id="rId7" w:fontKey="{3B5FEB98-3D6E-46EC-9916-D096EBDE634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714CAC" w14:textId="77777777" w:rsidR="000F1588" w:rsidRDefault="000F1588" w:rsidP="00294DEE">
      <w:r>
        <w:separator/>
      </w:r>
    </w:p>
  </w:footnote>
  <w:footnote w:type="continuationSeparator" w:id="0">
    <w:p w14:paraId="47264E07" w14:textId="77777777" w:rsidR="000F1588" w:rsidRDefault="000F1588" w:rsidP="00294D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732E37"/>
    <w:multiLevelType w:val="hybridMultilevel"/>
    <w:tmpl w:val="767E61F6"/>
    <w:lvl w:ilvl="0" w:tplc="94C6E3D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8ED01E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7284C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DEC8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4C8724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3A8CF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45E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94D7B8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42448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853E05"/>
    <w:multiLevelType w:val="multilevel"/>
    <w:tmpl w:val="63D8C30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55963E3"/>
    <w:multiLevelType w:val="hybridMultilevel"/>
    <w:tmpl w:val="845E9AFA"/>
    <w:lvl w:ilvl="0" w:tplc="EF1A543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E2951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D25ABA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B01E2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50A87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DC3A52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F0A0928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E4AF5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3CB0D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indows 用户">
    <w15:presenceInfo w15:providerId="None" w15:userId="Windows 用户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bordersDoNotSurroundHeader/>
  <w:bordersDoNotSurroundFooter/>
  <w:trackRevisions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3E8"/>
    <w:rsid w:val="00003338"/>
    <w:rsid w:val="0002432C"/>
    <w:rsid w:val="000259E2"/>
    <w:rsid w:val="000318A8"/>
    <w:rsid w:val="0003328A"/>
    <w:rsid w:val="000340AD"/>
    <w:rsid w:val="000348B7"/>
    <w:rsid w:val="000354A7"/>
    <w:rsid w:val="000449DE"/>
    <w:rsid w:val="00046ACB"/>
    <w:rsid w:val="0006185C"/>
    <w:rsid w:val="0006297D"/>
    <w:rsid w:val="00065620"/>
    <w:rsid w:val="000770F8"/>
    <w:rsid w:val="00087384"/>
    <w:rsid w:val="000B6FB6"/>
    <w:rsid w:val="000C225A"/>
    <w:rsid w:val="000E5486"/>
    <w:rsid w:val="000E711D"/>
    <w:rsid w:val="000F0D29"/>
    <w:rsid w:val="000F1588"/>
    <w:rsid w:val="000F590B"/>
    <w:rsid w:val="0010724E"/>
    <w:rsid w:val="00112817"/>
    <w:rsid w:val="00123083"/>
    <w:rsid w:val="00130623"/>
    <w:rsid w:val="00137F19"/>
    <w:rsid w:val="00140C8C"/>
    <w:rsid w:val="00152CE9"/>
    <w:rsid w:val="00157C5A"/>
    <w:rsid w:val="00181505"/>
    <w:rsid w:val="00181995"/>
    <w:rsid w:val="00196E35"/>
    <w:rsid w:val="001B48CA"/>
    <w:rsid w:val="001B654E"/>
    <w:rsid w:val="001D0034"/>
    <w:rsid w:val="001D1556"/>
    <w:rsid w:val="001E1F8E"/>
    <w:rsid w:val="002053AE"/>
    <w:rsid w:val="00210918"/>
    <w:rsid w:val="00227DFC"/>
    <w:rsid w:val="00247B57"/>
    <w:rsid w:val="0025621C"/>
    <w:rsid w:val="00276A2F"/>
    <w:rsid w:val="00284034"/>
    <w:rsid w:val="002920BD"/>
    <w:rsid w:val="00294DEE"/>
    <w:rsid w:val="002A1222"/>
    <w:rsid w:val="002A6FE4"/>
    <w:rsid w:val="002A735B"/>
    <w:rsid w:val="002B4AA9"/>
    <w:rsid w:val="002C52BB"/>
    <w:rsid w:val="002C7462"/>
    <w:rsid w:val="002D0835"/>
    <w:rsid w:val="002D49BB"/>
    <w:rsid w:val="002D62F0"/>
    <w:rsid w:val="002F2BDE"/>
    <w:rsid w:val="002F458E"/>
    <w:rsid w:val="00305005"/>
    <w:rsid w:val="0032280C"/>
    <w:rsid w:val="00324170"/>
    <w:rsid w:val="003260C8"/>
    <w:rsid w:val="00332803"/>
    <w:rsid w:val="00337A29"/>
    <w:rsid w:val="003650B4"/>
    <w:rsid w:val="003724A2"/>
    <w:rsid w:val="003871FC"/>
    <w:rsid w:val="00390E40"/>
    <w:rsid w:val="00392B44"/>
    <w:rsid w:val="003B04A8"/>
    <w:rsid w:val="003C2963"/>
    <w:rsid w:val="003D0E47"/>
    <w:rsid w:val="003D2EE6"/>
    <w:rsid w:val="003E7FA2"/>
    <w:rsid w:val="003F46AE"/>
    <w:rsid w:val="003F6F20"/>
    <w:rsid w:val="003F7B51"/>
    <w:rsid w:val="004147F8"/>
    <w:rsid w:val="00414976"/>
    <w:rsid w:val="00420336"/>
    <w:rsid w:val="0042617D"/>
    <w:rsid w:val="00433B12"/>
    <w:rsid w:val="00437BCA"/>
    <w:rsid w:val="004558A3"/>
    <w:rsid w:val="00475B3B"/>
    <w:rsid w:val="004858CA"/>
    <w:rsid w:val="00486667"/>
    <w:rsid w:val="00487C16"/>
    <w:rsid w:val="00490331"/>
    <w:rsid w:val="00491D1C"/>
    <w:rsid w:val="00495093"/>
    <w:rsid w:val="004B43D1"/>
    <w:rsid w:val="004B7F2B"/>
    <w:rsid w:val="004C6064"/>
    <w:rsid w:val="004D3408"/>
    <w:rsid w:val="004D6771"/>
    <w:rsid w:val="004D6981"/>
    <w:rsid w:val="004E7E5D"/>
    <w:rsid w:val="004F3775"/>
    <w:rsid w:val="00510FA6"/>
    <w:rsid w:val="00512DE2"/>
    <w:rsid w:val="00515960"/>
    <w:rsid w:val="0053302B"/>
    <w:rsid w:val="00533F20"/>
    <w:rsid w:val="0053703B"/>
    <w:rsid w:val="005449C6"/>
    <w:rsid w:val="00561247"/>
    <w:rsid w:val="00590C90"/>
    <w:rsid w:val="00592478"/>
    <w:rsid w:val="005B5949"/>
    <w:rsid w:val="005C10DF"/>
    <w:rsid w:val="005C1B51"/>
    <w:rsid w:val="005D7049"/>
    <w:rsid w:val="005E061B"/>
    <w:rsid w:val="005E401B"/>
    <w:rsid w:val="005F717E"/>
    <w:rsid w:val="006003CD"/>
    <w:rsid w:val="00604B6A"/>
    <w:rsid w:val="00614D8F"/>
    <w:rsid w:val="00634DE7"/>
    <w:rsid w:val="00645906"/>
    <w:rsid w:val="006543E5"/>
    <w:rsid w:val="00671C8B"/>
    <w:rsid w:val="00696DDA"/>
    <w:rsid w:val="006A00E5"/>
    <w:rsid w:val="006A4DAD"/>
    <w:rsid w:val="006B60E8"/>
    <w:rsid w:val="006B6AC4"/>
    <w:rsid w:val="006D33D7"/>
    <w:rsid w:val="006E2A34"/>
    <w:rsid w:val="00704492"/>
    <w:rsid w:val="00707B62"/>
    <w:rsid w:val="007164A5"/>
    <w:rsid w:val="00723413"/>
    <w:rsid w:val="007314D7"/>
    <w:rsid w:val="00732B75"/>
    <w:rsid w:val="007456C4"/>
    <w:rsid w:val="00752507"/>
    <w:rsid w:val="00793ED6"/>
    <w:rsid w:val="00795EDA"/>
    <w:rsid w:val="007A022D"/>
    <w:rsid w:val="007B1C8E"/>
    <w:rsid w:val="007C4B82"/>
    <w:rsid w:val="007D0CDE"/>
    <w:rsid w:val="007E1780"/>
    <w:rsid w:val="007E35A7"/>
    <w:rsid w:val="007E4F41"/>
    <w:rsid w:val="007F7F9A"/>
    <w:rsid w:val="0081624F"/>
    <w:rsid w:val="00823B0E"/>
    <w:rsid w:val="0082473E"/>
    <w:rsid w:val="00836773"/>
    <w:rsid w:val="008373F3"/>
    <w:rsid w:val="00845606"/>
    <w:rsid w:val="0086104D"/>
    <w:rsid w:val="008703FF"/>
    <w:rsid w:val="00881654"/>
    <w:rsid w:val="008837A4"/>
    <w:rsid w:val="008875EE"/>
    <w:rsid w:val="0089403D"/>
    <w:rsid w:val="008B10B9"/>
    <w:rsid w:val="008C3406"/>
    <w:rsid w:val="008D1DDC"/>
    <w:rsid w:val="008E2E3A"/>
    <w:rsid w:val="008F33E8"/>
    <w:rsid w:val="008F4A6D"/>
    <w:rsid w:val="008F59C0"/>
    <w:rsid w:val="00902026"/>
    <w:rsid w:val="009059DB"/>
    <w:rsid w:val="00915FE3"/>
    <w:rsid w:val="00942A1A"/>
    <w:rsid w:val="00945A9B"/>
    <w:rsid w:val="009466AC"/>
    <w:rsid w:val="00963B78"/>
    <w:rsid w:val="00977D3C"/>
    <w:rsid w:val="009813DD"/>
    <w:rsid w:val="00986B95"/>
    <w:rsid w:val="009902A1"/>
    <w:rsid w:val="009964CD"/>
    <w:rsid w:val="009C117E"/>
    <w:rsid w:val="009C1EA7"/>
    <w:rsid w:val="009C72E9"/>
    <w:rsid w:val="009D7A79"/>
    <w:rsid w:val="00A00789"/>
    <w:rsid w:val="00A17F52"/>
    <w:rsid w:val="00A25109"/>
    <w:rsid w:val="00A272FF"/>
    <w:rsid w:val="00A47DF6"/>
    <w:rsid w:val="00A5014A"/>
    <w:rsid w:val="00A54707"/>
    <w:rsid w:val="00A578A2"/>
    <w:rsid w:val="00A76312"/>
    <w:rsid w:val="00AA6A0A"/>
    <w:rsid w:val="00B01F7B"/>
    <w:rsid w:val="00B2465E"/>
    <w:rsid w:val="00B30B99"/>
    <w:rsid w:val="00B40746"/>
    <w:rsid w:val="00B41774"/>
    <w:rsid w:val="00B42B0E"/>
    <w:rsid w:val="00B4397D"/>
    <w:rsid w:val="00B44A46"/>
    <w:rsid w:val="00B511A4"/>
    <w:rsid w:val="00B52665"/>
    <w:rsid w:val="00B66791"/>
    <w:rsid w:val="00B7581E"/>
    <w:rsid w:val="00B80171"/>
    <w:rsid w:val="00BA2E1E"/>
    <w:rsid w:val="00BB4641"/>
    <w:rsid w:val="00BB55DC"/>
    <w:rsid w:val="00BB5C85"/>
    <w:rsid w:val="00BE2CB8"/>
    <w:rsid w:val="00BF149A"/>
    <w:rsid w:val="00BF3640"/>
    <w:rsid w:val="00BF62BE"/>
    <w:rsid w:val="00BF70B1"/>
    <w:rsid w:val="00C04119"/>
    <w:rsid w:val="00C17EB0"/>
    <w:rsid w:val="00C203BD"/>
    <w:rsid w:val="00C23D4F"/>
    <w:rsid w:val="00C30098"/>
    <w:rsid w:val="00C318DF"/>
    <w:rsid w:val="00C8489B"/>
    <w:rsid w:val="00C9068A"/>
    <w:rsid w:val="00C91A9B"/>
    <w:rsid w:val="00CA1B6A"/>
    <w:rsid w:val="00CC15E8"/>
    <w:rsid w:val="00CC20F3"/>
    <w:rsid w:val="00CC2EBD"/>
    <w:rsid w:val="00CC67EC"/>
    <w:rsid w:val="00CD567D"/>
    <w:rsid w:val="00CF09A2"/>
    <w:rsid w:val="00CF179C"/>
    <w:rsid w:val="00CF244A"/>
    <w:rsid w:val="00CF5FC7"/>
    <w:rsid w:val="00D13981"/>
    <w:rsid w:val="00D146EE"/>
    <w:rsid w:val="00D15E7F"/>
    <w:rsid w:val="00D26364"/>
    <w:rsid w:val="00D339D3"/>
    <w:rsid w:val="00D37DD2"/>
    <w:rsid w:val="00D56916"/>
    <w:rsid w:val="00D71934"/>
    <w:rsid w:val="00D86CE4"/>
    <w:rsid w:val="00D911B2"/>
    <w:rsid w:val="00D91E6C"/>
    <w:rsid w:val="00D92521"/>
    <w:rsid w:val="00D9689D"/>
    <w:rsid w:val="00D97C91"/>
    <w:rsid w:val="00DA0F20"/>
    <w:rsid w:val="00DA1830"/>
    <w:rsid w:val="00DC5B63"/>
    <w:rsid w:val="00DD0C7E"/>
    <w:rsid w:val="00DD7C90"/>
    <w:rsid w:val="00DF1E7B"/>
    <w:rsid w:val="00DF764F"/>
    <w:rsid w:val="00DF7C48"/>
    <w:rsid w:val="00E00C4C"/>
    <w:rsid w:val="00E01149"/>
    <w:rsid w:val="00E01A26"/>
    <w:rsid w:val="00E02703"/>
    <w:rsid w:val="00E0586D"/>
    <w:rsid w:val="00E122E6"/>
    <w:rsid w:val="00E13AB0"/>
    <w:rsid w:val="00E143F4"/>
    <w:rsid w:val="00E20A2C"/>
    <w:rsid w:val="00E40AE8"/>
    <w:rsid w:val="00E43FA6"/>
    <w:rsid w:val="00E458B9"/>
    <w:rsid w:val="00E544D2"/>
    <w:rsid w:val="00E56B7F"/>
    <w:rsid w:val="00E635FA"/>
    <w:rsid w:val="00E74617"/>
    <w:rsid w:val="00E8208E"/>
    <w:rsid w:val="00E8433A"/>
    <w:rsid w:val="00E85E30"/>
    <w:rsid w:val="00E96BDF"/>
    <w:rsid w:val="00EA6177"/>
    <w:rsid w:val="00EB58FA"/>
    <w:rsid w:val="00EC32AF"/>
    <w:rsid w:val="00ED26BC"/>
    <w:rsid w:val="00ED2967"/>
    <w:rsid w:val="00ED5C1C"/>
    <w:rsid w:val="00ED710D"/>
    <w:rsid w:val="00EE205D"/>
    <w:rsid w:val="00F0117F"/>
    <w:rsid w:val="00F10585"/>
    <w:rsid w:val="00F1072D"/>
    <w:rsid w:val="00F20290"/>
    <w:rsid w:val="00F434EE"/>
    <w:rsid w:val="00F60C2F"/>
    <w:rsid w:val="00F66830"/>
    <w:rsid w:val="00F70E62"/>
    <w:rsid w:val="00F77B28"/>
    <w:rsid w:val="00FA0AFE"/>
    <w:rsid w:val="00FA3278"/>
    <w:rsid w:val="00FA76F8"/>
    <w:rsid w:val="00FB43CB"/>
    <w:rsid w:val="00FD2BA2"/>
    <w:rsid w:val="00FE5B6C"/>
    <w:rsid w:val="00FE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4CAC0"/>
  <w15:docId w15:val="{383C342F-F4FB-433C-AE74-ECBA3A94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F33E8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3E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F33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8F33E8"/>
    <w:rPr>
      <w:rFonts w:asciiTheme="majorHAnsi" w:eastAsiaTheme="majorEastAsia" w:hAnsiTheme="majorHAnsi" w:cstheme="majorBidi"/>
      <w:b/>
      <w:bCs/>
      <w:kern w:val="2"/>
      <w:sz w:val="32"/>
      <w:szCs w:val="32"/>
      <w:lang w:val="en-US"/>
    </w:rPr>
  </w:style>
  <w:style w:type="character" w:customStyle="1" w:styleId="3Char">
    <w:name w:val="标题 3 Char"/>
    <w:basedOn w:val="a0"/>
    <w:link w:val="3"/>
    <w:uiPriority w:val="9"/>
    <w:rsid w:val="008F33E8"/>
    <w:rPr>
      <w:b/>
      <w:bCs/>
      <w:kern w:val="2"/>
      <w:sz w:val="32"/>
      <w:szCs w:val="32"/>
      <w:lang w:val="en-US"/>
    </w:rPr>
  </w:style>
  <w:style w:type="paragraph" w:styleId="a3">
    <w:name w:val="header"/>
    <w:basedOn w:val="a"/>
    <w:link w:val="Char"/>
    <w:uiPriority w:val="99"/>
    <w:unhideWhenUsed/>
    <w:rsid w:val="00294D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94DEE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94D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94DEE"/>
    <w:rPr>
      <w:kern w:val="2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33280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32803"/>
    <w:rPr>
      <w:kern w:val="2"/>
      <w:sz w:val="18"/>
      <w:szCs w:val="18"/>
    </w:rPr>
  </w:style>
  <w:style w:type="character" w:styleId="a6">
    <w:name w:val="Placeholder Text"/>
    <w:basedOn w:val="a0"/>
    <w:uiPriority w:val="99"/>
    <w:semiHidden/>
    <w:rsid w:val="00BB5C85"/>
    <w:rPr>
      <w:color w:val="808080"/>
    </w:rPr>
  </w:style>
  <w:style w:type="paragraph" w:styleId="a7">
    <w:name w:val="Title"/>
    <w:basedOn w:val="a"/>
    <w:next w:val="a"/>
    <w:link w:val="Char2"/>
    <w:uiPriority w:val="10"/>
    <w:qFormat/>
    <w:rsid w:val="0049509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495093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8">
    <w:name w:val="List Paragraph"/>
    <w:basedOn w:val="a"/>
    <w:uiPriority w:val="34"/>
    <w:qFormat/>
    <w:rsid w:val="0049509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8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584434">
          <w:marLeft w:val="547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27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425167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5275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937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42430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1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2688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055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29406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5484">
          <w:marLeft w:val="547"/>
          <w:marRight w:val="0"/>
          <w:marTop w:val="7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</Pages>
  <Words>1201</Words>
  <Characters>6846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8031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stOOrz</dc:creator>
  <cp:keywords/>
  <dc:description/>
  <cp:lastModifiedBy>Windows 用户</cp:lastModifiedBy>
  <cp:revision>16</cp:revision>
  <dcterms:created xsi:type="dcterms:W3CDTF">2022-04-17T13:39:00Z</dcterms:created>
  <dcterms:modified xsi:type="dcterms:W3CDTF">2022-04-19T13:22:00Z</dcterms:modified>
  <cp:category/>
</cp:coreProperties>
</file>